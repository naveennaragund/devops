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3563A3" w14:textId="0947D96F" w:rsidR="00D167F1" w:rsidRDefault="00D167F1" w:rsidP="00D167F1">
      <w:pPr>
        <w:jc w:val="center"/>
        <w:rPr>
          <w:b/>
          <w:bCs/>
          <w:u w:val="single"/>
        </w:rPr>
      </w:pPr>
      <w:r w:rsidRPr="00D167F1">
        <w:rPr>
          <w:b/>
          <w:bCs/>
          <w:noProof/>
        </w:rPr>
        <w:drawing>
          <wp:inline distT="0" distB="0" distL="0" distR="0" wp14:anchorId="7B21035C" wp14:editId="02C6771E">
            <wp:extent cx="2921000" cy="797078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2658" cy="80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721F" w14:textId="629E266F" w:rsidR="00AE62BB" w:rsidRPr="00584BC0" w:rsidRDefault="007F1509">
      <w:pPr>
        <w:rPr>
          <w:b/>
          <w:bCs/>
          <w:u w:val="single"/>
        </w:rPr>
      </w:pPr>
      <w:r w:rsidRPr="00584BC0">
        <w:rPr>
          <w:b/>
          <w:bCs/>
          <w:u w:val="single"/>
        </w:rPr>
        <w:t>Basic Linux Commands Assignments</w:t>
      </w:r>
    </w:p>
    <w:p w14:paraId="676FF0FF" w14:textId="4C7D627E" w:rsidR="007F1509" w:rsidRDefault="007F1509"/>
    <w:p w14:paraId="01385F48" w14:textId="0538B028" w:rsidR="007F1509" w:rsidRDefault="007F1509">
      <w:r>
        <w:t>Assignment-1</w:t>
      </w:r>
    </w:p>
    <w:p w14:paraId="6ACA9DF5" w14:textId="49429C6F" w:rsidR="007F1509" w:rsidRDefault="007F1509">
      <w:r>
        <w:t>Connect and disconnect with login Access</w:t>
      </w:r>
    </w:p>
    <w:p w14:paraId="1674E23B" w14:textId="66123F2C" w:rsidR="007F1509" w:rsidRDefault="007F1509" w:rsidP="007F1509">
      <w:pPr>
        <w:pStyle w:val="ListParagraph"/>
        <w:numPr>
          <w:ilvl w:val="0"/>
          <w:numId w:val="1"/>
        </w:numPr>
      </w:pPr>
      <w:r>
        <w:t>What happens when you login a non-existent users or username?</w:t>
      </w:r>
    </w:p>
    <w:p w14:paraId="650E65FB" w14:textId="7ECAB600" w:rsidR="00124E37" w:rsidRDefault="00124E37" w:rsidP="00124E37">
      <w:pPr>
        <w:pStyle w:val="ListParagraph"/>
        <w:numPr>
          <w:ilvl w:val="0"/>
          <w:numId w:val="3"/>
        </w:numPr>
      </w:pPr>
      <w:r>
        <w:t xml:space="preserve">When non-existent user name is entered it asks for password, after password is entered it displays login incorrect </w:t>
      </w:r>
    </w:p>
    <w:p w14:paraId="61AB1046" w14:textId="41B5119D" w:rsidR="00124E37" w:rsidRDefault="007F1509" w:rsidP="00124E37">
      <w:pPr>
        <w:pStyle w:val="ListParagraph"/>
        <w:numPr>
          <w:ilvl w:val="1"/>
          <w:numId w:val="1"/>
        </w:numPr>
      </w:pPr>
      <w:r>
        <w:t>Provide Screenshot and What you understand, explain in short brief?</w:t>
      </w:r>
    </w:p>
    <w:p w14:paraId="5A71985D" w14:textId="5B8CB9AD" w:rsidR="00124E37" w:rsidRDefault="00391009" w:rsidP="00124E37">
      <w:pPr>
        <w:pStyle w:val="ListParagraph"/>
        <w:ind w:left="1440"/>
        <w:rPr>
          <w:ins w:id="0" w:author="Mukesh Kumar Rao" w:date="2022-10-29T15:03:00Z"/>
        </w:rPr>
      </w:pPr>
      <w:r>
        <w:rPr>
          <w:noProof/>
        </w:rPr>
        <w:drawing>
          <wp:inline distT="0" distB="0" distL="0" distR="0" wp14:anchorId="40BBF7CA" wp14:editId="36CDED73">
            <wp:extent cx="8378559" cy="5194046"/>
            <wp:effectExtent l="0" t="0" r="381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9982" cy="523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14747" w14:textId="3A4FE2B4" w:rsidR="00391009" w:rsidRDefault="00391009" w:rsidP="007F1509">
      <w:r>
        <w:tab/>
      </w:r>
      <w:r>
        <w:tab/>
        <w:t>Unless we don’t enter the right credentials we cannot login.</w:t>
      </w:r>
    </w:p>
    <w:p w14:paraId="27EA5E7B" w14:textId="3A2E3FC5" w:rsidR="007F1509" w:rsidRDefault="007F1509" w:rsidP="007F1509">
      <w:r>
        <w:t>Assignment-2</w:t>
      </w:r>
    </w:p>
    <w:p w14:paraId="4F41956C" w14:textId="5845C50D" w:rsidR="007F1509" w:rsidRDefault="007F1509" w:rsidP="007F1509">
      <w:r>
        <w:t>Password changing</w:t>
      </w:r>
    </w:p>
    <w:p w14:paraId="07A56F66" w14:textId="3085B580" w:rsidR="007F1509" w:rsidRDefault="00933D2F" w:rsidP="007F1509">
      <w:pPr>
        <w:pStyle w:val="ListParagraph"/>
        <w:numPr>
          <w:ilvl w:val="0"/>
          <w:numId w:val="1"/>
        </w:numPr>
      </w:pPr>
      <w:r>
        <w:t>Login into your account and then change password?</w:t>
      </w:r>
    </w:p>
    <w:p w14:paraId="1490B63C" w14:textId="13E1976E" w:rsidR="00933D2F" w:rsidRDefault="00933D2F" w:rsidP="00933D2F">
      <w:pPr>
        <w:pStyle w:val="ListParagraph"/>
        <w:numPr>
          <w:ilvl w:val="1"/>
          <w:numId w:val="1"/>
        </w:numPr>
      </w:pPr>
      <w:r>
        <w:t xml:space="preserve">Change your password into </w:t>
      </w:r>
      <w:r w:rsidRPr="00933D2F">
        <w:rPr>
          <w:rStyle w:val="Emphasis"/>
          <w:b/>
          <w:bCs/>
        </w:rPr>
        <w:t>IneuR0n#42</w:t>
      </w:r>
      <w:r>
        <w:t xml:space="preserve"> and hit the </w:t>
      </w:r>
      <w:r>
        <w:rPr>
          <w:b/>
          <w:bCs/>
        </w:rPr>
        <w:t>Enter</w:t>
      </w:r>
      <w:r>
        <w:t xml:space="preserve"> key</w:t>
      </w:r>
    </w:p>
    <w:p w14:paraId="049746E8" w14:textId="0973E0FD" w:rsidR="00933D2F" w:rsidRDefault="00933D2F" w:rsidP="00933D2F">
      <w:pPr>
        <w:pStyle w:val="ListParagraph"/>
        <w:numPr>
          <w:ilvl w:val="2"/>
          <w:numId w:val="1"/>
        </w:numPr>
      </w:pPr>
      <w:r>
        <w:t>Explain what happen and give screenshot?</w:t>
      </w:r>
    </w:p>
    <w:p w14:paraId="3D8B0C13" w14:textId="0B64C647" w:rsidR="00391009" w:rsidRDefault="00A37AEC" w:rsidP="00A37AEC">
      <w:pPr>
        <w:pStyle w:val="ListParagraph"/>
        <w:ind w:left="2160"/>
      </w:pPr>
      <w:r>
        <w:t>-Once command is given it asks for current password, later it asks for new password and asks to confirm password. Once it’s done the password is changed.</w:t>
      </w:r>
    </w:p>
    <w:p w14:paraId="752F5A6B" w14:textId="5CC1E968" w:rsidR="00A37AEC" w:rsidRDefault="00A37AEC" w:rsidP="00A37AEC">
      <w:pPr>
        <w:pStyle w:val="ListParagraph"/>
        <w:ind w:left="2160"/>
      </w:pPr>
      <w:r>
        <w:rPr>
          <w:noProof/>
        </w:rPr>
        <w:drawing>
          <wp:inline distT="0" distB="0" distL="0" distR="0" wp14:anchorId="162420FC" wp14:editId="6700B009">
            <wp:extent cx="10252851" cy="5767229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5272" cy="579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96C1" w14:textId="31500F8C" w:rsidR="00933D2F" w:rsidRPr="00933D2F" w:rsidRDefault="00933D2F" w:rsidP="00933D2F">
      <w:pPr>
        <w:pStyle w:val="ListParagraph"/>
        <w:numPr>
          <w:ilvl w:val="1"/>
          <w:numId w:val="1"/>
        </w:numPr>
        <w:rPr>
          <w:b/>
          <w:bCs/>
          <w:i/>
          <w:iCs/>
        </w:rPr>
      </w:pPr>
      <w:r>
        <w:t xml:space="preserve">Try again to change password but use like password </w:t>
      </w:r>
      <w:r w:rsidRPr="00933D2F">
        <w:rPr>
          <w:b/>
          <w:bCs/>
          <w:i/>
          <w:iCs/>
        </w:rPr>
        <w:t>1234</w:t>
      </w:r>
      <w:r>
        <w:t xml:space="preserve"> or </w:t>
      </w:r>
      <w:proofErr w:type="spellStart"/>
      <w:r w:rsidRPr="00933D2F">
        <w:rPr>
          <w:b/>
          <w:bCs/>
          <w:i/>
          <w:iCs/>
        </w:rPr>
        <w:t>abcd</w:t>
      </w:r>
      <w:proofErr w:type="spellEnd"/>
    </w:p>
    <w:p w14:paraId="6771368A" w14:textId="3DDE9804" w:rsidR="00933D2F" w:rsidRDefault="00933D2F" w:rsidP="00933D2F">
      <w:pPr>
        <w:pStyle w:val="ListParagraph"/>
        <w:numPr>
          <w:ilvl w:val="2"/>
          <w:numId w:val="1"/>
        </w:numPr>
      </w:pPr>
      <w:r>
        <w:t>Explain what happen and give screenshot?</w:t>
      </w:r>
    </w:p>
    <w:p w14:paraId="1F7AAB4B" w14:textId="4E77E5CE" w:rsidR="00E9727F" w:rsidRDefault="00E9727F" w:rsidP="00E9727F">
      <w:pPr>
        <w:pStyle w:val="ListParagraph"/>
        <w:ind w:left="2160"/>
      </w:pPr>
      <w:r>
        <w:t xml:space="preserve">-when we enter keywords of length less than 8 characters, it displays password is shorter than 8 characters. </w:t>
      </w:r>
    </w:p>
    <w:p w14:paraId="0FFAB043" w14:textId="55EA31B8" w:rsidR="00E9727F" w:rsidRDefault="00E9727F" w:rsidP="00E9727F">
      <w:pPr>
        <w:pStyle w:val="ListParagraph"/>
        <w:ind w:left="2160"/>
      </w:pPr>
      <w:r>
        <w:rPr>
          <w:noProof/>
        </w:rPr>
        <w:drawing>
          <wp:inline distT="0" distB="0" distL="0" distR="0" wp14:anchorId="14824753" wp14:editId="5482D3D6">
            <wp:extent cx="9377678" cy="52749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6912" cy="529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EC7C9" w14:textId="3AACD5CA" w:rsidR="00933D2F" w:rsidRDefault="00933D2F" w:rsidP="00933D2F">
      <w:pPr>
        <w:pStyle w:val="ListParagraph"/>
        <w:numPr>
          <w:ilvl w:val="1"/>
          <w:numId w:val="1"/>
        </w:numPr>
      </w:pPr>
      <w:r>
        <w:t xml:space="preserve">Try again to change password but now don’t use any password just hit </w:t>
      </w:r>
      <w:r w:rsidRPr="00933D2F">
        <w:rPr>
          <w:b/>
          <w:bCs/>
        </w:rPr>
        <w:t>Enter</w:t>
      </w:r>
      <w:r>
        <w:t xml:space="preserve"> key</w:t>
      </w:r>
    </w:p>
    <w:p w14:paraId="1B265EAC" w14:textId="329B52C2" w:rsidR="00933D2F" w:rsidRDefault="00933D2F" w:rsidP="00933D2F">
      <w:pPr>
        <w:pStyle w:val="ListParagraph"/>
        <w:numPr>
          <w:ilvl w:val="2"/>
          <w:numId w:val="1"/>
        </w:numPr>
      </w:pPr>
      <w:r>
        <w:t>Explain what happen and give screenshot?</w:t>
      </w:r>
    </w:p>
    <w:p w14:paraId="0BC2AB88" w14:textId="2A5B031B" w:rsidR="00307A76" w:rsidRDefault="00307A76" w:rsidP="00307A76">
      <w:pPr>
        <w:pStyle w:val="ListParagraph"/>
        <w:ind w:left="2160"/>
      </w:pPr>
      <w:r>
        <w:t>When hit enter key it displays no password supplied.</w:t>
      </w:r>
    </w:p>
    <w:p w14:paraId="0092F562" w14:textId="4A31D340" w:rsidR="00307A76" w:rsidRDefault="00307A76" w:rsidP="00307A76">
      <w:pPr>
        <w:pStyle w:val="ListParagraph"/>
        <w:ind w:left="2160"/>
      </w:pPr>
      <w:r>
        <w:rPr>
          <w:noProof/>
        </w:rPr>
        <w:drawing>
          <wp:inline distT="0" distB="0" distL="0" distR="0" wp14:anchorId="74820F3F" wp14:editId="762DB08D">
            <wp:extent cx="8912297" cy="5013166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55626" cy="503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27223" w14:textId="39E20E85" w:rsidR="00933D2F" w:rsidRDefault="00933D2F" w:rsidP="00933D2F">
      <w:r>
        <w:t>Assignment-3</w:t>
      </w:r>
    </w:p>
    <w:p w14:paraId="3053D05F" w14:textId="1B769DF7" w:rsidR="00933D2F" w:rsidRDefault="00933D2F" w:rsidP="00933D2F">
      <w:r>
        <w:t>Working with Directories</w:t>
      </w:r>
    </w:p>
    <w:p w14:paraId="3096BF02" w14:textId="3D4A55F7" w:rsidR="00933D2F" w:rsidRDefault="00933D2F" w:rsidP="00933D2F">
      <w:pPr>
        <w:pStyle w:val="ListParagraph"/>
        <w:numPr>
          <w:ilvl w:val="0"/>
          <w:numId w:val="1"/>
        </w:numPr>
      </w:pPr>
      <w:r>
        <w:t xml:space="preserve">Enter the command </w:t>
      </w:r>
      <w:r w:rsidRPr="00EE2762">
        <w:rPr>
          <w:b/>
          <w:bCs/>
        </w:rPr>
        <w:t xml:space="preserve">cd </w:t>
      </w:r>
      <w:r w:rsidR="00EE2762" w:rsidRPr="00EE2762">
        <w:rPr>
          <w:b/>
          <w:bCs/>
        </w:rPr>
        <w:t>/</w:t>
      </w:r>
      <w:r w:rsidR="00EE2762">
        <w:rPr>
          <w:b/>
          <w:bCs/>
        </w:rPr>
        <w:t xml:space="preserve"> </w:t>
      </w:r>
      <w:r w:rsidR="00EE2762">
        <w:t xml:space="preserve">and then </w:t>
      </w:r>
      <w:r w:rsidR="00EE2762">
        <w:rPr>
          <w:b/>
          <w:bCs/>
        </w:rPr>
        <w:t>ls</w:t>
      </w:r>
      <w:r w:rsidR="00EE2762">
        <w:t xml:space="preserve"> and then hit </w:t>
      </w:r>
      <w:r w:rsidR="00EE2762">
        <w:rPr>
          <w:b/>
          <w:bCs/>
        </w:rPr>
        <w:t xml:space="preserve">Enter </w:t>
      </w:r>
      <w:r w:rsidR="00EE2762">
        <w:t>key</w:t>
      </w:r>
    </w:p>
    <w:p w14:paraId="67D0A817" w14:textId="71A393D3" w:rsidR="00EE2762" w:rsidRDefault="00EE2762" w:rsidP="00EE2762">
      <w:pPr>
        <w:pStyle w:val="ListParagraph"/>
        <w:numPr>
          <w:ilvl w:val="1"/>
          <w:numId w:val="1"/>
        </w:numPr>
      </w:pPr>
      <w:r>
        <w:t>Take screenshot and explain what output we got?</w:t>
      </w:r>
    </w:p>
    <w:p w14:paraId="2B6AF3CC" w14:textId="45A918CA" w:rsidR="00307A76" w:rsidRDefault="00E0193F" w:rsidP="00307A76">
      <w:pPr>
        <w:pStyle w:val="ListParagraph"/>
        <w:ind w:left="1440"/>
      </w:pPr>
      <w:r>
        <w:rPr>
          <w:noProof/>
        </w:rPr>
        <w:drawing>
          <wp:inline distT="0" distB="0" distL="0" distR="0" wp14:anchorId="0328DD25" wp14:editId="3DCC91F6">
            <wp:extent cx="9058205" cy="5095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6046" cy="511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490E" w14:textId="767B954D" w:rsidR="00B97D0B" w:rsidRDefault="00B97D0B" w:rsidP="00B97D0B">
      <w:pPr>
        <w:pStyle w:val="ListParagraph"/>
      </w:pPr>
    </w:p>
    <w:p w14:paraId="7E1B9046" w14:textId="386D2A80" w:rsidR="00B97D0B" w:rsidRDefault="00B97D0B" w:rsidP="00B97D0B">
      <w:pPr>
        <w:pStyle w:val="ListParagraph"/>
      </w:pPr>
      <w:r>
        <w:t>-when cd/ is given it moves to parent or root directory and ls shows the list of files and directories.</w:t>
      </w:r>
    </w:p>
    <w:p w14:paraId="2ECDEB67" w14:textId="77777777" w:rsidR="00B97D0B" w:rsidRDefault="00B97D0B" w:rsidP="00B97D0B">
      <w:pPr>
        <w:pStyle w:val="ListParagraph"/>
      </w:pPr>
    </w:p>
    <w:p w14:paraId="4A160C9B" w14:textId="5EF68A14" w:rsidR="00B97D0B" w:rsidRDefault="00EE2762" w:rsidP="00B97D0B">
      <w:pPr>
        <w:pStyle w:val="ListParagraph"/>
        <w:numPr>
          <w:ilvl w:val="0"/>
          <w:numId w:val="1"/>
        </w:numPr>
      </w:pPr>
      <w:r>
        <w:t xml:space="preserve">Enter the command now </w:t>
      </w:r>
      <w:r>
        <w:rPr>
          <w:b/>
          <w:bCs/>
        </w:rPr>
        <w:t xml:space="preserve">cd /home </w:t>
      </w:r>
      <w:r>
        <w:t xml:space="preserve">and then hit </w:t>
      </w:r>
      <w:r>
        <w:rPr>
          <w:b/>
          <w:bCs/>
        </w:rPr>
        <w:t>Enter</w:t>
      </w:r>
      <w:r>
        <w:t xml:space="preserve"> key</w:t>
      </w:r>
    </w:p>
    <w:p w14:paraId="584338CB" w14:textId="40BE4ECF" w:rsidR="00C77A9D" w:rsidRDefault="00EE2762" w:rsidP="00D63062">
      <w:pPr>
        <w:pStyle w:val="ListParagraph"/>
        <w:numPr>
          <w:ilvl w:val="1"/>
          <w:numId w:val="1"/>
        </w:numPr>
      </w:pPr>
      <w:r>
        <w:t xml:space="preserve">Do </w:t>
      </w:r>
      <w:r>
        <w:rPr>
          <w:b/>
          <w:bCs/>
        </w:rPr>
        <w:t>ls,</w:t>
      </w:r>
      <w:r>
        <w:t xml:space="preserve"> provide screenshot and explain what is </w:t>
      </w:r>
      <w:r>
        <w:rPr>
          <w:b/>
          <w:bCs/>
        </w:rPr>
        <w:t xml:space="preserve">/home </w:t>
      </w:r>
      <w:r>
        <w:t>directory used for?</w:t>
      </w:r>
    </w:p>
    <w:p w14:paraId="5FE23111" w14:textId="2DD19BC0" w:rsidR="002314EE" w:rsidRPr="00BE32C0" w:rsidRDefault="002314EE" w:rsidP="002314EE">
      <w:pPr>
        <w:pStyle w:val="ListParagraph"/>
        <w:ind w:left="1440"/>
      </w:pPr>
      <w:r>
        <w:t>-</w:t>
      </w:r>
      <w:r w:rsidR="00BE32C0" w:rsidRPr="00BE32C0">
        <w:rPr>
          <w:rFonts w:ascii="Arial" w:hAnsi="Arial" w:cs="Arial"/>
          <w:color w:val="202124"/>
          <w:sz w:val="20"/>
          <w:szCs w:val="20"/>
          <w:shd w:val="clear" w:color="auto" w:fill="FFFFFF"/>
        </w:rPr>
        <w:t>A home directory is a file system directory containing files for a given user of the system.</w:t>
      </w:r>
    </w:p>
    <w:p w14:paraId="06F06021" w14:textId="4BFD7947" w:rsidR="002314EE" w:rsidRDefault="002314EE" w:rsidP="002314EE">
      <w:pPr>
        <w:pStyle w:val="ListParagraph"/>
        <w:ind w:left="1440"/>
      </w:pPr>
      <w:r>
        <w:rPr>
          <w:noProof/>
        </w:rPr>
        <w:drawing>
          <wp:inline distT="0" distB="0" distL="0" distR="0" wp14:anchorId="56226C90" wp14:editId="1F5CCD47">
            <wp:extent cx="8426307" cy="4739798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53251" cy="4754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14E8" w14:textId="3885A9AA" w:rsidR="00EE2762" w:rsidRDefault="00EE2762" w:rsidP="00EE2762">
      <w:pPr>
        <w:pStyle w:val="ListParagraph"/>
        <w:numPr>
          <w:ilvl w:val="0"/>
          <w:numId w:val="1"/>
        </w:numPr>
      </w:pPr>
      <w:r>
        <w:t xml:space="preserve">Enter </w:t>
      </w:r>
      <w:r>
        <w:rPr>
          <w:b/>
          <w:bCs/>
        </w:rPr>
        <w:t>cd ..</w:t>
      </w:r>
      <w:r>
        <w:t xml:space="preserve"> and hit </w:t>
      </w:r>
      <w:r>
        <w:rPr>
          <w:b/>
          <w:bCs/>
        </w:rPr>
        <w:t xml:space="preserve">Enter </w:t>
      </w:r>
      <w:r>
        <w:t xml:space="preserve">key [ </w:t>
      </w:r>
      <w:r>
        <w:rPr>
          <w:i/>
          <w:iCs/>
        </w:rPr>
        <w:t>Note: here we have space after cd then use double do</w:t>
      </w:r>
      <w:r w:rsidR="00B7350A">
        <w:rPr>
          <w:i/>
          <w:iCs/>
        </w:rPr>
        <w:t>t</w:t>
      </w:r>
      <w:r>
        <w:rPr>
          <w:sz w:val="24"/>
          <w:szCs w:val="24"/>
        </w:rPr>
        <w:t>]</w:t>
      </w:r>
    </w:p>
    <w:p w14:paraId="1AE0C113" w14:textId="08BDE758" w:rsidR="00EE2762" w:rsidRDefault="00EE2762" w:rsidP="00EE2762">
      <w:pPr>
        <w:pStyle w:val="ListParagraph"/>
        <w:numPr>
          <w:ilvl w:val="1"/>
          <w:numId w:val="1"/>
        </w:numPr>
      </w:pPr>
      <w:r>
        <w:t>Check what happen and give screenshot?</w:t>
      </w:r>
    </w:p>
    <w:p w14:paraId="7860D808" w14:textId="4FCF9EDB" w:rsidR="00AA7741" w:rsidRDefault="00AA7741" w:rsidP="00AA7741">
      <w:pPr>
        <w:pStyle w:val="ListParagraph"/>
        <w:ind w:left="1440"/>
      </w:pPr>
      <w:r>
        <w:t>-it moves back to parent directory of current directory</w:t>
      </w:r>
    </w:p>
    <w:p w14:paraId="066DFB1D" w14:textId="20A08735" w:rsidR="00AA7741" w:rsidRDefault="000137CF" w:rsidP="00AA7741">
      <w:pPr>
        <w:pStyle w:val="ListParagraph"/>
        <w:ind w:left="1440"/>
      </w:pPr>
      <w:r>
        <w:rPr>
          <w:noProof/>
        </w:rPr>
        <w:drawing>
          <wp:inline distT="0" distB="0" distL="0" distR="0" wp14:anchorId="496FB739" wp14:editId="49B2F952">
            <wp:extent cx="9044376" cy="5087461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9155" cy="510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DF70" w14:textId="77777777" w:rsidR="00D40233" w:rsidRDefault="0074760E" w:rsidP="0074760E">
      <w:pPr>
        <w:pStyle w:val="ListParagraph"/>
        <w:numPr>
          <w:ilvl w:val="0"/>
          <w:numId w:val="1"/>
        </w:numPr>
      </w:pPr>
      <w:r>
        <w:t xml:space="preserve">Now enter </w:t>
      </w:r>
      <w:r w:rsidRPr="0074760E">
        <w:rPr>
          <w:b/>
          <w:bCs/>
        </w:rPr>
        <w:t>cd /var/www/html</w:t>
      </w:r>
      <w:r>
        <w:rPr>
          <w:b/>
          <w:bCs/>
        </w:rPr>
        <w:t xml:space="preserve"> </w:t>
      </w:r>
      <w:r>
        <w:t xml:space="preserve">and then type </w:t>
      </w:r>
      <w:r w:rsidR="00D40233">
        <w:rPr>
          <w:b/>
          <w:bCs/>
        </w:rPr>
        <w:t xml:space="preserve">cd </w:t>
      </w:r>
      <w:r w:rsidR="00D40233">
        <w:t xml:space="preserve">and hit </w:t>
      </w:r>
      <w:r w:rsidR="00D40233" w:rsidRPr="00D40233">
        <w:rPr>
          <w:b/>
          <w:bCs/>
        </w:rPr>
        <w:t>Enter</w:t>
      </w:r>
      <w:r w:rsidR="00D40233">
        <w:t xml:space="preserve"> key</w:t>
      </w:r>
    </w:p>
    <w:p w14:paraId="3549724C" w14:textId="598C1E03" w:rsidR="00D40233" w:rsidRDefault="00D40233" w:rsidP="00D40233">
      <w:pPr>
        <w:pStyle w:val="ListParagraph"/>
        <w:numPr>
          <w:ilvl w:val="1"/>
          <w:numId w:val="1"/>
        </w:numPr>
      </w:pPr>
      <w:r>
        <w:t>Explain what happen and give screenshot?</w:t>
      </w:r>
    </w:p>
    <w:p w14:paraId="6F68514F" w14:textId="53CCEC06" w:rsidR="0039422F" w:rsidRDefault="0039422F" w:rsidP="0039422F">
      <w:pPr>
        <w:pStyle w:val="ListParagraph"/>
        <w:ind w:left="1440"/>
      </w:pPr>
      <w:r>
        <w:t>-there is no such file directory</w:t>
      </w:r>
    </w:p>
    <w:p w14:paraId="77878276" w14:textId="6E059059" w:rsidR="00217D9A" w:rsidRDefault="00217D9A" w:rsidP="0039422F">
      <w:pPr>
        <w:pStyle w:val="ListParagraph"/>
        <w:ind w:left="1440"/>
      </w:pPr>
      <w:r>
        <w:rPr>
          <w:noProof/>
        </w:rPr>
        <w:drawing>
          <wp:inline distT="0" distB="0" distL="0" distR="0" wp14:anchorId="667FA961" wp14:editId="7B2DB384">
            <wp:extent cx="7581265" cy="4264462"/>
            <wp:effectExtent l="0" t="0" r="63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4870" cy="428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6051" w14:textId="0E979816" w:rsidR="0074760E" w:rsidRDefault="000F15F9" w:rsidP="00D40233">
      <w:pPr>
        <w:pStyle w:val="ListParagraph"/>
        <w:numPr>
          <w:ilvl w:val="0"/>
          <w:numId w:val="1"/>
        </w:numPr>
      </w:pPr>
      <w:r>
        <w:t xml:space="preserve">Now type </w:t>
      </w:r>
      <w:r>
        <w:rPr>
          <w:b/>
          <w:bCs/>
        </w:rPr>
        <w:t xml:space="preserve">cd /root </w:t>
      </w:r>
      <w:r>
        <w:t xml:space="preserve">and then hit </w:t>
      </w:r>
      <w:r>
        <w:rPr>
          <w:b/>
          <w:bCs/>
        </w:rPr>
        <w:t xml:space="preserve">Enter </w:t>
      </w:r>
      <w:r>
        <w:t>key</w:t>
      </w:r>
    </w:p>
    <w:p w14:paraId="72EB342D" w14:textId="35321A98" w:rsidR="008C675B" w:rsidRDefault="000F15F9" w:rsidP="007C31E8">
      <w:pPr>
        <w:pStyle w:val="ListParagraph"/>
        <w:numPr>
          <w:ilvl w:val="1"/>
          <w:numId w:val="1"/>
        </w:numPr>
      </w:pPr>
      <w:r>
        <w:t xml:space="preserve">Do </w:t>
      </w:r>
      <w:r>
        <w:rPr>
          <w:b/>
          <w:bCs/>
        </w:rPr>
        <w:t xml:space="preserve">ls, </w:t>
      </w:r>
      <w:r>
        <w:t xml:space="preserve">check </w:t>
      </w:r>
      <w:r w:rsidR="007C31E8">
        <w:t>any output we have on screen if yes then take screenshot?</w:t>
      </w:r>
    </w:p>
    <w:p w14:paraId="5E32FF20" w14:textId="47565BCB" w:rsidR="0095605C" w:rsidRDefault="0095605C" w:rsidP="0095605C">
      <w:pPr>
        <w:pStyle w:val="ListParagraph"/>
        <w:ind w:left="1440"/>
      </w:pPr>
      <w:r>
        <w:t>-got permission denied.</w:t>
      </w:r>
    </w:p>
    <w:p w14:paraId="570C43A6" w14:textId="124B1D69" w:rsidR="0095605C" w:rsidRDefault="0095605C" w:rsidP="0095605C">
      <w:pPr>
        <w:pStyle w:val="ListParagraph"/>
        <w:ind w:left="1440"/>
      </w:pPr>
      <w:r>
        <w:rPr>
          <w:noProof/>
        </w:rPr>
        <w:drawing>
          <wp:inline distT="0" distB="0" distL="0" distR="0" wp14:anchorId="66B408A7" wp14:editId="6CFD874F">
            <wp:extent cx="8305165" cy="4671656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5523" cy="468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31F0" w14:textId="77777777" w:rsidR="0095605C" w:rsidRDefault="0095605C" w:rsidP="0095605C">
      <w:pPr>
        <w:pStyle w:val="ListParagraph"/>
        <w:ind w:left="1440"/>
      </w:pPr>
    </w:p>
    <w:p w14:paraId="2A6BFAEC" w14:textId="05B6D011" w:rsidR="008C675B" w:rsidRDefault="008C675B" w:rsidP="008C675B">
      <w:r>
        <w:t>Assignment-4</w:t>
      </w:r>
    </w:p>
    <w:p w14:paraId="5158DF63" w14:textId="64D40252" w:rsidR="008C675B" w:rsidRDefault="008C675B" w:rsidP="008C675B">
      <w:r>
        <w:t>Working with File Listing</w:t>
      </w:r>
    </w:p>
    <w:p w14:paraId="3469E9B1" w14:textId="78269B6F" w:rsidR="008C675B" w:rsidRDefault="008C675B" w:rsidP="008C675B">
      <w:pPr>
        <w:pStyle w:val="ListParagraph"/>
        <w:numPr>
          <w:ilvl w:val="0"/>
          <w:numId w:val="1"/>
        </w:numPr>
      </w:pPr>
      <w:r>
        <w:t xml:space="preserve">Go to </w:t>
      </w:r>
      <w:r>
        <w:rPr>
          <w:b/>
          <w:bCs/>
        </w:rPr>
        <w:t>cd /etc</w:t>
      </w:r>
      <w:r>
        <w:t xml:space="preserve"> and type </w:t>
      </w:r>
      <w:r>
        <w:rPr>
          <w:b/>
          <w:bCs/>
        </w:rPr>
        <w:t>ls</w:t>
      </w:r>
    </w:p>
    <w:p w14:paraId="6003F69A" w14:textId="5702820B" w:rsidR="005211C4" w:rsidRDefault="008C675B" w:rsidP="005211C4">
      <w:pPr>
        <w:pStyle w:val="ListParagraph"/>
        <w:numPr>
          <w:ilvl w:val="1"/>
          <w:numId w:val="1"/>
        </w:numPr>
      </w:pPr>
      <w:r>
        <w:t>Take screenshot and explain what files you have seeing?</w:t>
      </w:r>
    </w:p>
    <w:p w14:paraId="1643B617" w14:textId="11B158D2" w:rsidR="00237142" w:rsidRDefault="00237142" w:rsidP="00237142">
      <w:pPr>
        <w:pStyle w:val="ListParagraph"/>
        <w:ind w:left="1440"/>
      </w:pPr>
      <w:r>
        <w:t>-</w:t>
      </w:r>
      <w:r>
        <w:rPr>
          <w:noProof/>
        </w:rPr>
        <w:drawing>
          <wp:inline distT="0" distB="0" distL="0" distR="0" wp14:anchorId="5BA9330C" wp14:editId="5ABB03E2">
            <wp:extent cx="7042573" cy="3961447"/>
            <wp:effectExtent l="0" t="0" r="635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708" cy="399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E131" w14:textId="2F716FF8" w:rsidR="008C675B" w:rsidRDefault="008C675B" w:rsidP="008C675B">
      <w:pPr>
        <w:pStyle w:val="ListParagraph"/>
        <w:numPr>
          <w:ilvl w:val="1"/>
          <w:numId w:val="1"/>
        </w:numPr>
      </w:pPr>
      <w:r>
        <w:t>Take screenshot and explain what different output you found compare to previous command you used?</w:t>
      </w:r>
    </w:p>
    <w:p w14:paraId="2DE15643" w14:textId="7D4B32A4" w:rsidR="00F9219C" w:rsidRDefault="00F9219C" w:rsidP="00F9219C">
      <w:pPr>
        <w:pStyle w:val="ListParagraph"/>
        <w:ind w:left="1440"/>
      </w:pPr>
      <w:r>
        <w:t>-root directory is not accessible without permission whereas etc directory has list of configuration files.</w:t>
      </w:r>
    </w:p>
    <w:p w14:paraId="6956586F" w14:textId="77777777" w:rsidR="00F9219C" w:rsidRDefault="00F9219C" w:rsidP="00F9219C">
      <w:pPr>
        <w:pStyle w:val="ListParagraph"/>
        <w:ind w:left="1440"/>
      </w:pPr>
    </w:p>
    <w:p w14:paraId="467491E4" w14:textId="1EE4BEBD" w:rsidR="008C675B" w:rsidRDefault="008C675B" w:rsidP="008C675B">
      <w:pPr>
        <w:pStyle w:val="ListParagraph"/>
        <w:numPr>
          <w:ilvl w:val="0"/>
          <w:numId w:val="1"/>
        </w:numPr>
      </w:pPr>
      <w:r>
        <w:t xml:space="preserve">Then type </w:t>
      </w:r>
      <w:r>
        <w:rPr>
          <w:b/>
          <w:bCs/>
        </w:rPr>
        <w:t xml:space="preserve">ls -al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54FB5F92" w14:textId="7568F612" w:rsidR="008C675B" w:rsidRDefault="008C675B" w:rsidP="008C675B">
      <w:pPr>
        <w:pStyle w:val="ListParagraph"/>
        <w:numPr>
          <w:ilvl w:val="1"/>
          <w:numId w:val="1"/>
        </w:numPr>
      </w:pPr>
      <w:r>
        <w:t>Take screenshot and explain what new file or directory you found?</w:t>
      </w:r>
    </w:p>
    <w:p w14:paraId="56B5177C" w14:textId="29D05C35" w:rsidR="002711C7" w:rsidRDefault="002711C7" w:rsidP="002711C7">
      <w:pPr>
        <w:pStyle w:val="ListParagraph"/>
        <w:ind w:left="1440"/>
      </w:pPr>
      <w:r>
        <w:t>-it shows the permissions of configuration files</w:t>
      </w:r>
    </w:p>
    <w:p w14:paraId="77B4F9B1" w14:textId="72044C8B" w:rsidR="002711C7" w:rsidRDefault="002711C7" w:rsidP="002711C7">
      <w:pPr>
        <w:pStyle w:val="ListParagraph"/>
        <w:ind w:left="1440"/>
      </w:pPr>
      <w:r>
        <w:rPr>
          <w:noProof/>
        </w:rPr>
        <w:drawing>
          <wp:inline distT="0" distB="0" distL="0" distR="0" wp14:anchorId="29F970A0" wp14:editId="293935E6">
            <wp:extent cx="8189595" cy="4606647"/>
            <wp:effectExtent l="0" t="0" r="190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8217" cy="461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A7C4" w14:textId="08264406" w:rsidR="008C675B" w:rsidRDefault="0062069C" w:rsidP="008C675B">
      <w:pPr>
        <w:pStyle w:val="ListParagraph"/>
        <w:numPr>
          <w:ilvl w:val="0"/>
          <w:numId w:val="1"/>
        </w:numPr>
      </w:pPr>
      <w:r>
        <w:t xml:space="preserve">Then use </w:t>
      </w:r>
      <w:r>
        <w:rPr>
          <w:b/>
          <w:bCs/>
        </w:rPr>
        <w:t xml:space="preserve">ls -i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13924A4C" w14:textId="4A028902" w:rsidR="0062069C" w:rsidRDefault="0062069C" w:rsidP="0062069C">
      <w:pPr>
        <w:pStyle w:val="ListParagraph"/>
        <w:numPr>
          <w:ilvl w:val="1"/>
          <w:numId w:val="1"/>
        </w:numPr>
      </w:pPr>
      <w:r>
        <w:t>Now see what different output its shows and take screenshot?</w:t>
      </w:r>
    </w:p>
    <w:p w14:paraId="5E4EDD07" w14:textId="08F695DC" w:rsidR="00172B64" w:rsidRDefault="00172B64" w:rsidP="00172B64">
      <w:pPr>
        <w:pStyle w:val="ListParagraph"/>
        <w:ind w:left="1440"/>
      </w:pPr>
      <w:r>
        <w:t>-</w:t>
      </w:r>
      <w:r w:rsidR="00AD0C87">
        <w:t>it displays file index number</w:t>
      </w:r>
    </w:p>
    <w:p w14:paraId="2652D64F" w14:textId="39C29A91" w:rsidR="00172B64" w:rsidRDefault="00E47C5A" w:rsidP="00172B64">
      <w:pPr>
        <w:pStyle w:val="ListParagraph"/>
        <w:ind w:left="1440"/>
      </w:pPr>
      <w:r>
        <w:rPr>
          <w:noProof/>
        </w:rPr>
        <w:drawing>
          <wp:inline distT="0" distB="0" distL="0" distR="0" wp14:anchorId="79B07008" wp14:editId="3FF1A025">
            <wp:extent cx="7500339" cy="4218940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6191" cy="422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4FC4" w14:textId="0F95292F" w:rsidR="0062069C" w:rsidRDefault="00BD51A3" w:rsidP="0062069C">
      <w:pPr>
        <w:pStyle w:val="ListParagraph"/>
        <w:numPr>
          <w:ilvl w:val="0"/>
          <w:numId w:val="1"/>
        </w:numPr>
      </w:pPr>
      <w:r>
        <w:t xml:space="preserve">Then use </w:t>
      </w:r>
      <w:r>
        <w:rPr>
          <w:b/>
          <w:bCs/>
        </w:rPr>
        <w:t xml:space="preserve">ls –help </w:t>
      </w:r>
      <w:r>
        <w:t xml:space="preserve">and see other options about </w:t>
      </w:r>
      <w:r>
        <w:rPr>
          <w:b/>
          <w:bCs/>
        </w:rPr>
        <w:t xml:space="preserve">ls </w:t>
      </w:r>
      <w:r>
        <w:t>command</w:t>
      </w:r>
    </w:p>
    <w:p w14:paraId="0A4DCBD9" w14:textId="75F75677" w:rsidR="00BD51A3" w:rsidRDefault="00BD51A3" w:rsidP="00BD51A3">
      <w:pPr>
        <w:pStyle w:val="ListParagraph"/>
        <w:numPr>
          <w:ilvl w:val="1"/>
          <w:numId w:val="1"/>
        </w:numPr>
      </w:pPr>
      <w:r>
        <w:t xml:space="preserve">Explore it and try with other attribute we can use with </w:t>
      </w:r>
      <w:r>
        <w:rPr>
          <w:b/>
          <w:bCs/>
        </w:rPr>
        <w:t xml:space="preserve">ls </w:t>
      </w:r>
      <w:r>
        <w:t>command</w:t>
      </w:r>
    </w:p>
    <w:p w14:paraId="2CBCFB88" w14:textId="124C4F58" w:rsidR="007F276D" w:rsidRDefault="007F276D" w:rsidP="007F276D">
      <w:pPr>
        <w:pStyle w:val="ListParagraph"/>
        <w:numPr>
          <w:ilvl w:val="0"/>
          <w:numId w:val="3"/>
        </w:numPr>
      </w:pPr>
      <w:r>
        <w:t>Explored ls commands.</w:t>
      </w:r>
    </w:p>
    <w:p w14:paraId="277A0817" w14:textId="420434B7" w:rsidR="00BD51A3" w:rsidRDefault="00451FB7" w:rsidP="00451FB7">
      <w:r>
        <w:t xml:space="preserve">Assignment-5 </w:t>
      </w:r>
    </w:p>
    <w:p w14:paraId="366735C9" w14:textId="459AEF00" w:rsidR="00451FB7" w:rsidRDefault="00451FB7" w:rsidP="00451FB7">
      <w:r>
        <w:t>Know where you are and where you working</w:t>
      </w:r>
      <w:r>
        <w:tab/>
      </w:r>
    </w:p>
    <w:p w14:paraId="63CFBB73" w14:textId="7B22B931" w:rsidR="00451FB7" w:rsidRDefault="00451FB7" w:rsidP="00451FB7">
      <w:pPr>
        <w:rPr>
          <w:i/>
          <w:iCs/>
        </w:rPr>
      </w:pPr>
      <w:r>
        <w:rPr>
          <w:i/>
          <w:iCs/>
        </w:rPr>
        <w:t xml:space="preserve">Here we use </w:t>
      </w:r>
      <w:proofErr w:type="spellStart"/>
      <w:r>
        <w:rPr>
          <w:b/>
          <w:bCs/>
          <w:i/>
          <w:iCs/>
        </w:rPr>
        <w:t>pwd</w:t>
      </w:r>
      <w:proofErr w:type="spellEnd"/>
      <w:r>
        <w:rPr>
          <w:b/>
          <w:bCs/>
          <w:i/>
          <w:iCs/>
        </w:rPr>
        <w:t xml:space="preserve">, cd and ls </w:t>
      </w:r>
      <w:r>
        <w:rPr>
          <w:i/>
          <w:iCs/>
        </w:rPr>
        <w:t>as combine task to understand where you working on terminal and how you can switch from one directory to another one.</w:t>
      </w:r>
    </w:p>
    <w:p w14:paraId="7E2785BB" w14:textId="73D52C0C" w:rsidR="00451FB7" w:rsidRDefault="00022255" w:rsidP="00022255">
      <w:pPr>
        <w:pStyle w:val="ListParagraph"/>
        <w:numPr>
          <w:ilvl w:val="0"/>
          <w:numId w:val="1"/>
        </w:numPr>
      </w:pPr>
      <w:r>
        <w:t xml:space="preserve"> Open terminal after restart the linux</w:t>
      </w:r>
    </w:p>
    <w:p w14:paraId="5407B741" w14:textId="03DD6CAA" w:rsidR="00022255" w:rsidRDefault="00022255" w:rsidP="00022255">
      <w:pPr>
        <w:pStyle w:val="ListParagraph"/>
        <w:numPr>
          <w:ilvl w:val="1"/>
          <w:numId w:val="1"/>
        </w:numPr>
      </w:pPr>
      <w:r>
        <w:t xml:space="preserve">Check which location you working, type </w:t>
      </w:r>
      <w:proofErr w:type="spellStart"/>
      <w:r w:rsidR="00EF3A2F">
        <w:rPr>
          <w:b/>
          <w:bCs/>
        </w:rPr>
        <w:t>pwd</w:t>
      </w:r>
      <w:proofErr w:type="spellEnd"/>
      <w:r w:rsidR="00EF3A2F">
        <w:rPr>
          <w:b/>
          <w:bCs/>
        </w:rPr>
        <w:t xml:space="preserve"> </w:t>
      </w:r>
      <w:r w:rsidR="00EF3A2F">
        <w:t>and</w:t>
      </w:r>
      <w:r>
        <w:t xml:space="preserve"> take screenshot</w:t>
      </w:r>
    </w:p>
    <w:p w14:paraId="609E68B5" w14:textId="56024A9C" w:rsidR="00022F53" w:rsidRDefault="00022F53" w:rsidP="00022F53">
      <w:pPr>
        <w:pStyle w:val="ListParagraph"/>
        <w:ind w:left="1440"/>
      </w:pPr>
      <w:r>
        <w:t>-</w:t>
      </w:r>
      <w:r>
        <w:rPr>
          <w:noProof/>
        </w:rPr>
        <w:drawing>
          <wp:inline distT="0" distB="0" distL="0" distR="0" wp14:anchorId="30F51BB0" wp14:editId="17F6613E">
            <wp:extent cx="5531556" cy="3111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404" cy="313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BE3A" w14:textId="70686FBF" w:rsidR="00022255" w:rsidRDefault="00022255" w:rsidP="00022255">
      <w:pPr>
        <w:pStyle w:val="ListParagraph"/>
        <w:numPr>
          <w:ilvl w:val="0"/>
          <w:numId w:val="1"/>
        </w:numPr>
      </w:pPr>
      <w:r>
        <w:t xml:space="preserve">Now </w:t>
      </w:r>
      <w:r w:rsidR="00EF3A2F">
        <w:t xml:space="preserve">use </w:t>
      </w:r>
      <w:r w:rsidR="00EF3A2F">
        <w:rPr>
          <w:b/>
          <w:bCs/>
        </w:rPr>
        <w:t>cd</w:t>
      </w:r>
      <w:r>
        <w:rPr>
          <w:b/>
          <w:bCs/>
        </w:rPr>
        <w:t xml:space="preserve"> /var </w:t>
      </w:r>
      <w:r>
        <w:t xml:space="preserve">and hit </w:t>
      </w:r>
      <w:r>
        <w:rPr>
          <w:b/>
          <w:bCs/>
        </w:rPr>
        <w:t xml:space="preserve">Enter </w:t>
      </w:r>
      <w:r>
        <w:t>key</w:t>
      </w:r>
    </w:p>
    <w:p w14:paraId="3C36015E" w14:textId="5E1958C7" w:rsidR="00022255" w:rsidRDefault="00022255" w:rsidP="00022255">
      <w:pPr>
        <w:pStyle w:val="ListParagraph"/>
        <w:numPr>
          <w:ilvl w:val="1"/>
          <w:numId w:val="1"/>
        </w:numPr>
      </w:pPr>
      <w:r>
        <w:t xml:space="preserve">Do </w:t>
      </w:r>
      <w:r w:rsidR="00EF3A2F">
        <w:rPr>
          <w:b/>
          <w:bCs/>
        </w:rPr>
        <w:t xml:space="preserve">ls, </w:t>
      </w:r>
      <w:r w:rsidR="00EF3A2F">
        <w:t>and</w:t>
      </w:r>
      <w:r>
        <w:t xml:space="preserve"> see what output comes, give screenshot?</w:t>
      </w:r>
    </w:p>
    <w:p w14:paraId="700EFA72" w14:textId="220D0314" w:rsidR="00022F53" w:rsidRDefault="00022F53" w:rsidP="00022F53">
      <w:pPr>
        <w:pStyle w:val="ListParagraph"/>
        <w:ind w:left="1440"/>
      </w:pPr>
      <w:r>
        <w:t>-</w:t>
      </w:r>
      <w:r>
        <w:rPr>
          <w:noProof/>
        </w:rPr>
        <w:drawing>
          <wp:inline distT="0" distB="0" distL="0" distR="0" wp14:anchorId="683BEDB4" wp14:editId="5E1B119E">
            <wp:extent cx="5736167" cy="32265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534" cy="32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0E3D" w14:textId="77777777" w:rsidR="00022F53" w:rsidRDefault="00022F53" w:rsidP="00022F53">
      <w:pPr>
        <w:pStyle w:val="ListParagraph"/>
        <w:ind w:left="1440"/>
      </w:pPr>
    </w:p>
    <w:p w14:paraId="16F63491" w14:textId="3FFB5E4F" w:rsidR="004F45C0" w:rsidRDefault="00EF3A2F" w:rsidP="004F45C0">
      <w:pPr>
        <w:pStyle w:val="ListParagraph"/>
        <w:numPr>
          <w:ilvl w:val="0"/>
          <w:numId w:val="1"/>
        </w:numPr>
      </w:pPr>
      <w:r>
        <w:t xml:space="preserve">Do explore other </w:t>
      </w:r>
      <w:r w:rsidR="00A629CC">
        <w:t>help options of each command to learn more other things we can do with these commands</w:t>
      </w:r>
    </w:p>
    <w:p w14:paraId="23EF51DC" w14:textId="62F4A9E7" w:rsidR="00150DB1" w:rsidRDefault="00150DB1" w:rsidP="00150DB1">
      <w:pPr>
        <w:pStyle w:val="ListParagraph"/>
      </w:pPr>
    </w:p>
    <w:p w14:paraId="4EFD98C2" w14:textId="53A25C70" w:rsidR="00150DB1" w:rsidRDefault="00150DB1" w:rsidP="00150DB1">
      <w:pPr>
        <w:pStyle w:val="ListParagraph"/>
      </w:pPr>
    </w:p>
    <w:p w14:paraId="16C11D24" w14:textId="77777777" w:rsidR="00150DB1" w:rsidRDefault="00150DB1" w:rsidP="00150DB1">
      <w:pPr>
        <w:pStyle w:val="ListParagraph"/>
      </w:pPr>
    </w:p>
    <w:p w14:paraId="7FA61CBF" w14:textId="77777777" w:rsidR="00A629CC" w:rsidRPr="00022255" w:rsidRDefault="00A629CC" w:rsidP="00A629CC"/>
    <w:sectPr w:rsidR="00A629CC" w:rsidRPr="00022255" w:rsidSect="00D167F1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560F2" w14:textId="77777777" w:rsidR="00723C8A" w:rsidRDefault="00723C8A" w:rsidP="00D167F1">
      <w:pPr>
        <w:spacing w:after="0" w:line="240" w:lineRule="auto"/>
      </w:pPr>
      <w:r>
        <w:separator/>
      </w:r>
    </w:p>
  </w:endnote>
  <w:endnote w:type="continuationSeparator" w:id="0">
    <w:p w14:paraId="4D8517C8" w14:textId="77777777" w:rsidR="00723C8A" w:rsidRDefault="00723C8A" w:rsidP="00D167F1">
      <w:pPr>
        <w:spacing w:after="0" w:line="240" w:lineRule="auto"/>
      </w:pPr>
      <w:r>
        <w:continuationSeparator/>
      </w:r>
    </w:p>
  </w:endnote>
  <w:endnote w:type="continuationNotice" w:id="1">
    <w:p w14:paraId="205C4FE5" w14:textId="77777777" w:rsidR="00723C8A" w:rsidRDefault="00723C8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099DC3" w14:textId="77777777" w:rsidR="00D167F1" w:rsidRDefault="00D167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A0D09" w14:textId="77777777" w:rsidR="00D167F1" w:rsidRDefault="00D167F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70951" w14:textId="77777777" w:rsidR="00D167F1" w:rsidRDefault="00D167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6551DC" w14:textId="77777777" w:rsidR="00723C8A" w:rsidRDefault="00723C8A" w:rsidP="00D167F1">
      <w:pPr>
        <w:spacing w:after="0" w:line="240" w:lineRule="auto"/>
      </w:pPr>
      <w:r>
        <w:separator/>
      </w:r>
    </w:p>
  </w:footnote>
  <w:footnote w:type="continuationSeparator" w:id="0">
    <w:p w14:paraId="12CFE04B" w14:textId="77777777" w:rsidR="00723C8A" w:rsidRDefault="00723C8A" w:rsidP="00D167F1">
      <w:pPr>
        <w:spacing w:after="0" w:line="240" w:lineRule="auto"/>
      </w:pPr>
      <w:r>
        <w:continuationSeparator/>
      </w:r>
    </w:p>
  </w:footnote>
  <w:footnote w:type="continuationNotice" w:id="1">
    <w:p w14:paraId="5E9B94AB" w14:textId="77777777" w:rsidR="00723C8A" w:rsidRDefault="00723C8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931B6B" w14:textId="42D2003F" w:rsidR="00D167F1" w:rsidRDefault="00000000">
    <w:pPr>
      <w:pStyle w:val="Header"/>
    </w:pPr>
    <w:r>
      <w:rPr>
        <w:noProof/>
      </w:rPr>
      <w:pict w14:anchorId="0D603F1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3868422" o:spid="_x0000_s1026" type="#_x0000_t75" style="position:absolute;margin-left:0;margin-top:0;width:450.8pt;height:123.05pt;z-index:-251657216;mso-position-horizontal:center;mso-position-horizontal-relative:margin;mso-position-vertical:center;mso-position-vertical-relative:margin" o:allowincell="f">
          <v:imagedata r:id="rId1" o:title="ineuron-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B4D5D8" w14:textId="4062074A" w:rsidR="00D167F1" w:rsidRDefault="00000000">
    <w:pPr>
      <w:pStyle w:val="Header"/>
    </w:pPr>
    <w:r>
      <w:rPr>
        <w:noProof/>
      </w:rPr>
      <w:pict w14:anchorId="0BBE6DD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3868423" o:spid="_x0000_s1027" type="#_x0000_t75" style="position:absolute;margin-left:0;margin-top:0;width:450.8pt;height:123.05pt;z-index:-251656192;mso-position-horizontal:center;mso-position-horizontal-relative:margin;mso-position-vertical:center;mso-position-vertical-relative:margin" o:allowincell="f">
          <v:imagedata r:id="rId1" o:title="ineuron-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039C9A" w14:textId="3ACD1BE7" w:rsidR="00D167F1" w:rsidRDefault="00000000">
    <w:pPr>
      <w:pStyle w:val="Header"/>
    </w:pPr>
    <w:r>
      <w:rPr>
        <w:noProof/>
      </w:rPr>
      <w:pict w14:anchorId="69B43E9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3868421" o:spid="_x0000_s1025" type="#_x0000_t75" style="position:absolute;margin-left:0;margin-top:0;width:450.8pt;height:123.05pt;z-index:-251658240;mso-position-horizontal:center;mso-position-horizontal-relative:margin;mso-position-vertical:center;mso-position-vertical-relative:margin" o:allowincell="f">
          <v:imagedata r:id="rId1" o:title="ineuron-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D96503"/>
    <w:multiLevelType w:val="hybridMultilevel"/>
    <w:tmpl w:val="744AD000"/>
    <w:lvl w:ilvl="0" w:tplc="B89A773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94A293A"/>
    <w:multiLevelType w:val="hybridMultilevel"/>
    <w:tmpl w:val="7F8ECC20"/>
    <w:lvl w:ilvl="0" w:tplc="8E7486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F283D02"/>
    <w:multiLevelType w:val="hybridMultilevel"/>
    <w:tmpl w:val="79680E9E"/>
    <w:lvl w:ilvl="0" w:tplc="A9A486D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24608507">
    <w:abstractNumId w:val="1"/>
  </w:num>
  <w:num w:numId="2" w16cid:durableId="824861547">
    <w:abstractNumId w:val="2"/>
  </w:num>
  <w:num w:numId="3" w16cid:durableId="2872743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356"/>
    <w:rsid w:val="000137CF"/>
    <w:rsid w:val="00022255"/>
    <w:rsid w:val="00022F53"/>
    <w:rsid w:val="000F15F9"/>
    <w:rsid w:val="00124E37"/>
    <w:rsid w:val="001434DD"/>
    <w:rsid w:val="00150DB1"/>
    <w:rsid w:val="00172B64"/>
    <w:rsid w:val="00217D9A"/>
    <w:rsid w:val="00227531"/>
    <w:rsid w:val="002314EE"/>
    <w:rsid w:val="00237142"/>
    <w:rsid w:val="002711C7"/>
    <w:rsid w:val="002A54A9"/>
    <w:rsid w:val="00307A76"/>
    <w:rsid w:val="00344D6F"/>
    <w:rsid w:val="00391009"/>
    <w:rsid w:val="0039422F"/>
    <w:rsid w:val="00405A1E"/>
    <w:rsid w:val="00413856"/>
    <w:rsid w:val="00451FB7"/>
    <w:rsid w:val="004D7147"/>
    <w:rsid w:val="004F45C0"/>
    <w:rsid w:val="00503293"/>
    <w:rsid w:val="005211C4"/>
    <w:rsid w:val="00584BC0"/>
    <w:rsid w:val="0062069C"/>
    <w:rsid w:val="006632BC"/>
    <w:rsid w:val="00703C74"/>
    <w:rsid w:val="00723C8A"/>
    <w:rsid w:val="0074760E"/>
    <w:rsid w:val="007C31E8"/>
    <w:rsid w:val="007F1509"/>
    <w:rsid w:val="007F276D"/>
    <w:rsid w:val="0084657B"/>
    <w:rsid w:val="008A0FE8"/>
    <w:rsid w:val="008C675B"/>
    <w:rsid w:val="00933D2F"/>
    <w:rsid w:val="009415F3"/>
    <w:rsid w:val="0095605C"/>
    <w:rsid w:val="00963B77"/>
    <w:rsid w:val="009933BC"/>
    <w:rsid w:val="00A27734"/>
    <w:rsid w:val="00A37AEC"/>
    <w:rsid w:val="00A629CC"/>
    <w:rsid w:val="00AA7741"/>
    <w:rsid w:val="00AD0C87"/>
    <w:rsid w:val="00AE62BB"/>
    <w:rsid w:val="00B2656C"/>
    <w:rsid w:val="00B41B6F"/>
    <w:rsid w:val="00B7350A"/>
    <w:rsid w:val="00B97D0B"/>
    <w:rsid w:val="00BD51A3"/>
    <w:rsid w:val="00BE32C0"/>
    <w:rsid w:val="00C73038"/>
    <w:rsid w:val="00C77A9D"/>
    <w:rsid w:val="00CA43CE"/>
    <w:rsid w:val="00CF6356"/>
    <w:rsid w:val="00D167F1"/>
    <w:rsid w:val="00D40233"/>
    <w:rsid w:val="00D63062"/>
    <w:rsid w:val="00E0193F"/>
    <w:rsid w:val="00E47C5A"/>
    <w:rsid w:val="00E9727F"/>
    <w:rsid w:val="00EE2762"/>
    <w:rsid w:val="00EF3A2F"/>
    <w:rsid w:val="00F9219C"/>
    <w:rsid w:val="00FB0E66"/>
    <w:rsid w:val="00FC6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689506"/>
  <w15:chartTrackingRefBased/>
  <w15:docId w15:val="{57166F6A-CDA9-4FBB-8936-5F06B29EF7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1509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933D2F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D167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67F1"/>
  </w:style>
  <w:style w:type="paragraph" w:styleId="Footer">
    <w:name w:val="footer"/>
    <w:basedOn w:val="Normal"/>
    <w:link w:val="FooterChar"/>
    <w:uiPriority w:val="99"/>
    <w:unhideWhenUsed/>
    <w:rsid w:val="00D167F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67F1"/>
  </w:style>
  <w:style w:type="paragraph" w:styleId="Revision">
    <w:name w:val="Revision"/>
    <w:hidden/>
    <w:uiPriority w:val="99"/>
    <w:semiHidden/>
    <w:rsid w:val="00124E3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1</Pages>
  <Words>495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Mukesh Kumar Rao</dc:creator>
  <cp:keywords/>
  <dc:description/>
  <cp:lastModifiedBy>Naveen Naragund</cp:lastModifiedBy>
  <cp:revision>24</cp:revision>
  <dcterms:created xsi:type="dcterms:W3CDTF">2022-09-21T06:34:00Z</dcterms:created>
  <dcterms:modified xsi:type="dcterms:W3CDTF">2022-10-29T10:52:00Z</dcterms:modified>
</cp:coreProperties>
</file>